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2CF2" w:rsidRDefault="00913861" w:rsidP="00913861">
      <w:pPr>
        <w:pStyle w:val="Title"/>
        <w:rPr>
          <w:lang w:val="en-US"/>
        </w:rPr>
      </w:pPr>
      <w:r>
        <w:rPr>
          <w:lang w:val="en-US"/>
        </w:rPr>
        <w:t>Sample Steps:</w:t>
      </w:r>
    </w:p>
    <w:p w:rsidR="005A036B" w:rsidRDefault="001B4FB3" w:rsidP="001B4FB3">
      <w:pPr>
        <w:pStyle w:val="Heading1"/>
        <w:rPr>
          <w:lang w:val="en-US"/>
        </w:rPr>
      </w:pPr>
      <w:r>
        <w:rPr>
          <w:lang w:val="en-US"/>
        </w:rPr>
        <w:t>Create new project.</w:t>
      </w:r>
    </w:p>
    <w:p w:rsidR="005A036B" w:rsidRDefault="005A036B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402701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36B" w:rsidRDefault="005A036B">
      <w:pPr>
        <w:rPr>
          <w:lang w:val="en-US"/>
        </w:rPr>
      </w:pPr>
    </w:p>
    <w:p w:rsidR="005A036B" w:rsidRDefault="005A03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562475" cy="297180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36B" w:rsidRDefault="005A036B">
      <w:pPr>
        <w:rPr>
          <w:lang w:val="en-US"/>
        </w:rPr>
      </w:pPr>
    </w:p>
    <w:p w:rsidR="00A4520F" w:rsidRPr="00A4520F" w:rsidRDefault="001B4FB3" w:rsidP="00A4520F">
      <w:pPr>
        <w:pStyle w:val="Heading1"/>
        <w:rPr>
          <w:lang w:val="en-US"/>
        </w:rPr>
      </w:pPr>
      <w:r>
        <w:rPr>
          <w:lang w:val="en-US"/>
        </w:rPr>
        <w:t>Add WSDL</w:t>
      </w:r>
    </w:p>
    <w:sdt>
      <w:sdtPr>
        <w:rPr>
          <w:b/>
          <w:color w:val="FF0000"/>
          <w:lang w:val="en-US"/>
        </w:rPr>
        <w:alias w:val="Comments"/>
        <w:id w:val="13106149"/>
        <w:placeholder>
          <w:docPart w:val="792EF58D0BD34BE28B53F819118422DF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A4520F" w:rsidRPr="00A4520F" w:rsidRDefault="00A4520F" w:rsidP="00A4520F">
          <w:pPr>
            <w:rPr>
              <w:lang w:val="en-US"/>
            </w:rPr>
          </w:pPr>
          <w:r w:rsidRPr="003A4E7E">
            <w:rPr>
              <w:b/>
              <w:color w:val="FF0000"/>
              <w:lang w:val="en-US"/>
            </w:rPr>
            <w:t>Before add WSDL, please change the section of wsdd configuration file.</w:t>
          </w:r>
          <w:r w:rsidRPr="003A4E7E">
            <w:rPr>
              <w:b/>
              <w:color w:val="FF0000"/>
              <w:lang w:val="en-US"/>
            </w:rPr>
            <w:br/>
            <w:t xml:space="preserve">    &lt;globalConfiguration&gt;</w:t>
          </w:r>
          <w:r w:rsidRPr="003A4E7E">
            <w:rPr>
              <w:b/>
              <w:color w:val="FF0000"/>
              <w:lang w:val="en-US"/>
            </w:rPr>
            <w:br/>
            <w:t xml:space="preserve">        &lt;parameter name="axis.disableServiceList" value="false"/&gt;</w:t>
          </w:r>
          <w:r w:rsidRPr="003A4E7E">
            <w:rPr>
              <w:b/>
              <w:color w:val="FF0000"/>
              <w:lang w:val="en-US"/>
            </w:rPr>
            <w:br/>
            <w:t xml:space="preserve">    &lt;/globalConfiguration&gt;</w:t>
          </w:r>
        </w:p>
      </w:sdtContent>
    </w:sdt>
    <w:p w:rsidR="005A036B" w:rsidRDefault="005A03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402701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36B" w:rsidRDefault="005A036B">
      <w:pPr>
        <w:rPr>
          <w:lang w:val="en-US"/>
        </w:rPr>
      </w:pPr>
    </w:p>
    <w:p w:rsidR="005A036B" w:rsidRDefault="003C62D6">
      <w:pPr>
        <w:rPr>
          <w:lang w:val="en-US"/>
        </w:rPr>
      </w:pPr>
      <w:hyperlink r:id="rId13" w:history="1">
        <w:r w:rsidR="005A036B" w:rsidRPr="002D2281">
          <w:rPr>
            <w:rStyle w:val="Hyperlink"/>
            <w:lang w:val="en-US"/>
          </w:rPr>
          <w:t>http://localhost:8080/nfs/services/WSSecurityService?wsdl</w:t>
        </w:r>
      </w:hyperlink>
    </w:p>
    <w:p w:rsidR="005A036B" w:rsidRDefault="005A036B">
      <w:pPr>
        <w:rPr>
          <w:lang w:val="en-US"/>
        </w:rPr>
      </w:pPr>
      <w:r>
        <w:rPr>
          <w:noProof/>
        </w:rPr>
        <w:drawing>
          <wp:inline distT="0" distB="0" distL="0" distR="0">
            <wp:extent cx="4286250" cy="2571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36B" w:rsidRDefault="001B4FB3" w:rsidP="001B4FB3">
      <w:pPr>
        <w:pStyle w:val="Heading1"/>
        <w:rPr>
          <w:lang w:val="en-US"/>
        </w:rPr>
      </w:pPr>
      <w:r>
        <w:rPr>
          <w:lang w:val="en-US"/>
        </w:rPr>
        <w:t>Do the same for below 2 URL</w:t>
      </w:r>
    </w:p>
    <w:p w:rsidR="005A036B" w:rsidRDefault="003C62D6">
      <w:pPr>
        <w:rPr>
          <w:lang w:val="en-US"/>
        </w:rPr>
      </w:pPr>
      <w:hyperlink r:id="rId15" w:history="1">
        <w:r w:rsidR="00814152" w:rsidRPr="002D2281">
          <w:rPr>
            <w:rStyle w:val="Hyperlink"/>
            <w:lang w:val="en-US"/>
          </w:rPr>
          <w:t>http://localhost:8080/nfs/services/WSAccountService?wsdl</w:t>
        </w:r>
      </w:hyperlink>
    </w:p>
    <w:p w:rsidR="00814152" w:rsidRDefault="003C62D6" w:rsidP="00814152">
      <w:pPr>
        <w:rPr>
          <w:lang w:val="en-US"/>
        </w:rPr>
      </w:pPr>
      <w:hyperlink r:id="rId16" w:history="1">
        <w:r w:rsidR="00814152" w:rsidRPr="002D2281">
          <w:rPr>
            <w:rStyle w:val="Hyperlink"/>
            <w:lang w:val="en-US"/>
          </w:rPr>
          <w:t>http://localhost:8080/nfs/services/WSPaymentService?wsdl</w:t>
        </w:r>
      </w:hyperlink>
    </w:p>
    <w:p w:rsidR="001B4FB3" w:rsidRDefault="001B4FB3" w:rsidP="001B4FB3">
      <w:pPr>
        <w:pStyle w:val="Heading1"/>
        <w:rPr>
          <w:lang w:val="en-US"/>
        </w:rPr>
      </w:pPr>
      <w:r>
        <w:rPr>
          <w:lang w:val="en-US"/>
        </w:rPr>
        <w:t>Create TestSuite</w:t>
      </w:r>
    </w:p>
    <w:p w:rsidR="005A036B" w:rsidRDefault="00D36B8E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402701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8E" w:rsidRDefault="00D36B8E">
      <w:pPr>
        <w:rPr>
          <w:lang w:val="en-US"/>
        </w:rPr>
      </w:pPr>
    </w:p>
    <w:p w:rsidR="00D36B8E" w:rsidRDefault="00D36B8E">
      <w:pPr>
        <w:rPr>
          <w:lang w:val="en-US"/>
        </w:rPr>
      </w:pPr>
      <w:r>
        <w:rPr>
          <w:noProof/>
        </w:rPr>
        <w:drawing>
          <wp:inline distT="0" distB="0" distL="0" distR="0">
            <wp:extent cx="2552700" cy="11239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8E" w:rsidRDefault="00D36B8E">
      <w:pPr>
        <w:rPr>
          <w:lang w:val="en-US"/>
        </w:rPr>
      </w:pPr>
    </w:p>
    <w:p w:rsidR="001B4FB3" w:rsidRDefault="001B4FB3" w:rsidP="001B4FB3">
      <w:pPr>
        <w:pStyle w:val="Heading1"/>
        <w:rPr>
          <w:lang w:val="en-US"/>
        </w:rPr>
      </w:pPr>
      <w:r>
        <w:rPr>
          <w:lang w:val="en-US"/>
        </w:rPr>
        <w:lastRenderedPageBreak/>
        <w:t>Add test case for login</w:t>
      </w:r>
    </w:p>
    <w:p w:rsidR="00D36B8E" w:rsidRDefault="00D36B8E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402701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8E" w:rsidRDefault="00D36B8E">
      <w:pPr>
        <w:rPr>
          <w:lang w:val="en-US"/>
        </w:rPr>
      </w:pPr>
    </w:p>
    <w:p w:rsidR="00D36B8E" w:rsidRDefault="00D36B8E">
      <w:pPr>
        <w:rPr>
          <w:lang w:val="en-US"/>
        </w:rPr>
      </w:pPr>
      <w:r>
        <w:rPr>
          <w:noProof/>
        </w:rPr>
        <w:drawing>
          <wp:inline distT="0" distB="0" distL="0" distR="0">
            <wp:extent cx="2552700" cy="11239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8E" w:rsidRDefault="001B4FB3" w:rsidP="001B4FB3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Add step to invoke webservice </w:t>
      </w:r>
    </w:p>
    <w:p w:rsidR="00D36B8E" w:rsidRDefault="00D36B8E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40270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8E" w:rsidRDefault="00D36B8E">
      <w:pPr>
        <w:rPr>
          <w:lang w:val="en-US"/>
        </w:rPr>
      </w:pPr>
      <w:r>
        <w:rPr>
          <w:noProof/>
        </w:rPr>
        <w:drawing>
          <wp:inline distT="0" distB="0" distL="0" distR="0">
            <wp:extent cx="2552700" cy="11239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8E" w:rsidRDefault="001B4FB3">
      <w:pPr>
        <w:rPr>
          <w:lang w:val="en-US"/>
        </w:rPr>
      </w:pPr>
      <w:r>
        <w:rPr>
          <w:noProof/>
        </w:rPr>
        <w:drawing>
          <wp:inline distT="0" distB="0" distL="0" distR="0">
            <wp:extent cx="4562475" cy="2466975"/>
            <wp:effectExtent l="1905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FB3" w:rsidRDefault="001B4FB3" w:rsidP="001B4FB3">
      <w:pPr>
        <w:pStyle w:val="Heading1"/>
        <w:rPr>
          <w:lang w:val="en-US"/>
        </w:rPr>
      </w:pPr>
      <w:r>
        <w:rPr>
          <w:lang w:val="en-US"/>
        </w:rPr>
        <w:lastRenderedPageBreak/>
        <w:t>Copy the request content from HTTP Fox</w:t>
      </w:r>
    </w:p>
    <w:p w:rsidR="00D36B8E" w:rsidRDefault="00D36B8E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296410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4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8E" w:rsidRDefault="001B4FB3" w:rsidP="001B4FB3">
      <w:pPr>
        <w:pStyle w:val="Heading1"/>
        <w:rPr>
          <w:lang w:val="en-US"/>
        </w:rPr>
      </w:pPr>
      <w:r>
        <w:rPr>
          <w:lang w:val="en-US"/>
        </w:rPr>
        <w:t>Replace the field values with parameter</w:t>
      </w:r>
    </w:p>
    <w:p w:rsidR="00D36B8E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298016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47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2638425" cy="1123950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47" w:rsidRDefault="004A144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552700" cy="11239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47" w:rsidRDefault="001B4FB3" w:rsidP="001B4FB3">
      <w:pPr>
        <w:pStyle w:val="Heading1"/>
        <w:rPr>
          <w:lang w:val="en-US"/>
        </w:rPr>
      </w:pPr>
      <w:r>
        <w:rPr>
          <w:lang w:val="en-US"/>
        </w:rPr>
        <w:t>The parameter can be found in the “customer properties”</w:t>
      </w:r>
    </w:p>
    <w:p w:rsidR="004A1447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298016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47" w:rsidRDefault="001B4FB3" w:rsidP="001B4FB3">
      <w:pPr>
        <w:pStyle w:val="Heading1"/>
        <w:rPr>
          <w:lang w:val="en-US"/>
        </w:rPr>
      </w:pPr>
      <w:r>
        <w:rPr>
          <w:lang w:val="en-US"/>
        </w:rPr>
        <w:t>Repeat the steps to replace all the field values</w:t>
      </w:r>
    </w:p>
    <w:p w:rsidR="001B4FB3" w:rsidRPr="001B4FB3" w:rsidRDefault="001B4FB3" w:rsidP="001B4FB3">
      <w:pPr>
        <w:rPr>
          <w:lang w:val="en-US"/>
        </w:rPr>
      </w:pPr>
      <w:r>
        <w:rPr>
          <w:lang w:val="en-US"/>
        </w:rPr>
        <w:t xml:space="preserve">The “customer properties” will look like below </w:t>
      </w:r>
    </w:p>
    <w:p w:rsidR="004A1447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3981450" cy="26098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47" w:rsidRDefault="001B4FB3">
      <w:pPr>
        <w:rPr>
          <w:lang w:val="en-US"/>
        </w:rPr>
      </w:pPr>
      <w:r>
        <w:rPr>
          <w:lang w:val="en-US"/>
        </w:rPr>
        <w:lastRenderedPageBreak/>
        <w:t>The request will look like below</w:t>
      </w:r>
    </w:p>
    <w:p w:rsidR="004A1447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458152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FB3" w:rsidRDefault="001B4FB3">
      <w:pPr>
        <w:rPr>
          <w:lang w:val="en-US"/>
        </w:rPr>
      </w:pPr>
    </w:p>
    <w:p w:rsidR="001B4FB3" w:rsidRDefault="001B4FB3" w:rsidP="001B4FB3">
      <w:pPr>
        <w:pStyle w:val="Heading1"/>
        <w:rPr>
          <w:lang w:val="en-US"/>
        </w:rPr>
      </w:pPr>
      <w:r>
        <w:rPr>
          <w:lang w:val="en-US"/>
        </w:rPr>
        <w:lastRenderedPageBreak/>
        <w:t>Add test step to copy response data to parameters, so that can be used in other steps</w:t>
      </w:r>
    </w:p>
    <w:p w:rsidR="004A1447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4087368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8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47" w:rsidRDefault="004A1447">
      <w:pPr>
        <w:rPr>
          <w:lang w:val="en-US"/>
        </w:rPr>
      </w:pPr>
    </w:p>
    <w:p w:rsidR="004A1447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2552700" cy="112395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47" w:rsidRDefault="004A1447">
      <w:pPr>
        <w:rPr>
          <w:lang w:val="en-US"/>
        </w:rPr>
      </w:pPr>
    </w:p>
    <w:p w:rsidR="004A1447" w:rsidRDefault="004A144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238750" cy="3810000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FB3" w:rsidRDefault="001B4FB3">
      <w:pPr>
        <w:rPr>
          <w:lang w:val="en-US"/>
        </w:rPr>
      </w:pPr>
      <w:r>
        <w:rPr>
          <w:lang w:val="en-US"/>
        </w:rPr>
        <w:t>Copy the sessionId value from login response to the property “sessionId”</w:t>
      </w:r>
    </w:p>
    <w:p w:rsidR="004A1447" w:rsidRDefault="004A1447">
      <w:pPr>
        <w:rPr>
          <w:lang w:val="en-US"/>
        </w:rPr>
      </w:pPr>
      <w:r>
        <w:rPr>
          <w:noProof/>
        </w:rPr>
        <w:drawing>
          <wp:inline distT="0" distB="0" distL="0" distR="0">
            <wp:extent cx="5257800" cy="38290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FB3" w:rsidRDefault="001B4FB3" w:rsidP="001B4FB3">
      <w:pPr>
        <w:pStyle w:val="Heading1"/>
        <w:rPr>
          <w:lang w:val="en-US"/>
        </w:rPr>
      </w:pPr>
      <w:r>
        <w:rPr>
          <w:lang w:val="en-US"/>
        </w:rPr>
        <w:lastRenderedPageBreak/>
        <w:t>Add assertion for the service call</w:t>
      </w:r>
    </w:p>
    <w:p w:rsidR="002F0F57" w:rsidRDefault="002F0F57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3084594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F57" w:rsidRDefault="001B4FB3" w:rsidP="001B4FB3">
      <w:pPr>
        <w:pStyle w:val="Heading1"/>
        <w:rPr>
          <w:lang w:val="en-US"/>
        </w:rPr>
      </w:pPr>
      <w:r>
        <w:rPr>
          <w:lang w:val="en-US"/>
        </w:rPr>
        <w:t>Run the test case</w:t>
      </w:r>
    </w:p>
    <w:p w:rsidR="002F0F57" w:rsidRDefault="002F0F57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2980167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61" w:rsidRDefault="00913861">
      <w:pPr>
        <w:rPr>
          <w:lang w:val="en-US"/>
        </w:rPr>
      </w:pPr>
    </w:p>
    <w:p w:rsidR="00913861" w:rsidRDefault="00913861" w:rsidP="00913861">
      <w:pPr>
        <w:pStyle w:val="Title"/>
        <w:rPr>
          <w:lang w:val="en-US"/>
        </w:rPr>
      </w:pPr>
      <w:r>
        <w:rPr>
          <w:lang w:val="en-US"/>
        </w:rPr>
        <w:t>Exercise:</w:t>
      </w:r>
    </w:p>
    <w:p w:rsidR="002F0F57" w:rsidRDefault="00913861" w:rsidP="00913861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Add test cases for “get Product Summary / third party transfer/ logout”  </w:t>
      </w:r>
    </w:p>
    <w:p w:rsidR="00120DD0" w:rsidRPr="00120DD0" w:rsidRDefault="00120DD0" w:rsidP="00120DD0">
      <w:pPr>
        <w:rPr>
          <w:lang w:val="en-US"/>
        </w:rPr>
      </w:pPr>
    </w:p>
    <w:p w:rsidR="00646EB7" w:rsidRDefault="00646E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get the web service soap construct via HttpFox and use it when mock the soap message request in SoapUI.</w:t>
      </w:r>
    </w:p>
    <w:p w:rsidR="00646EB7" w:rsidRDefault="00646E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457825" cy="4000500"/>
            <wp:effectExtent l="19050" t="0" r="9525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E5D" w:rsidRPr="00A84BD1" w:rsidRDefault="000F0E5D">
      <w:pPr>
        <w:rPr>
          <w:b/>
          <w:sz w:val="28"/>
          <w:szCs w:val="28"/>
          <w:lang w:val="en-US"/>
        </w:rPr>
      </w:pPr>
      <w:r w:rsidRPr="00A84BD1">
        <w:rPr>
          <w:b/>
          <w:sz w:val="28"/>
          <w:szCs w:val="28"/>
          <w:lang w:val="en-US"/>
        </w:rPr>
        <w:t>Login</w:t>
      </w:r>
    </w:p>
    <w:p w:rsidR="000F0E5D" w:rsidRDefault="000F0E5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Above has the detail steps for how to create it, and here only descript how to transfer pre-request’s response value to the next action’s request, the simple process is: get the response’s value </w:t>
      </w:r>
      <w:r w:rsidRPr="000F0E5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set into customize property </w:t>
      </w:r>
      <w:r w:rsidRPr="000F0E5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get the value from customize property </w:t>
      </w:r>
      <w:r w:rsidR="00907998">
        <w:rPr>
          <w:sz w:val="28"/>
          <w:szCs w:val="28"/>
          <w:lang w:val="en-US"/>
        </w:rPr>
        <w:t xml:space="preserve">, following </w:t>
      </w:r>
      <w:r w:rsidR="00742E43">
        <w:rPr>
          <w:sz w:val="28"/>
          <w:szCs w:val="28"/>
          <w:lang w:val="en-US"/>
        </w:rPr>
        <w:t>descript</w:t>
      </w:r>
      <w:r w:rsidR="00907998">
        <w:rPr>
          <w:sz w:val="28"/>
          <w:szCs w:val="28"/>
          <w:lang w:val="en-US"/>
        </w:rPr>
        <w:t xml:space="preserve"> how to get sessionId and se</w:t>
      </w:r>
      <w:r w:rsidR="001358EB">
        <w:rPr>
          <w:sz w:val="28"/>
          <w:szCs w:val="28"/>
          <w:lang w:val="en-US"/>
        </w:rPr>
        <w:t>curityToken from login response:</w:t>
      </w:r>
    </w:p>
    <w:p w:rsidR="003A2433" w:rsidRDefault="003A243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Declare the naming space and then query the property value (Xpath pattern)</w:t>
      </w:r>
    </w:p>
    <w:p w:rsidR="000F0E5D" w:rsidRDefault="000F0E5D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486400" cy="3829050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7F5" w:rsidRDefault="001B74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login, we need calculate the token value</w:t>
      </w:r>
      <w:r w:rsidR="00DA47F5">
        <w:rPr>
          <w:sz w:val="28"/>
          <w:szCs w:val="28"/>
          <w:lang w:val="en-US"/>
        </w:rPr>
        <w:t xml:space="preserve"> according to </w:t>
      </w:r>
      <w:r w:rsidR="00DA47F5" w:rsidRPr="00DA47F5">
        <w:rPr>
          <w:rFonts w:ascii="Courier New" w:hAnsi="Courier New" w:cs="Courier New"/>
          <w:color w:val="3F7F5F"/>
          <w:sz w:val="20"/>
          <w:szCs w:val="20"/>
        </w:rPr>
        <w:t>sessionId userId</w:t>
      </w:r>
      <w:r w:rsidR="00DA47F5">
        <w:rPr>
          <w:rFonts w:ascii="Courier New" w:hAnsi="Courier New" w:cs="Courier New"/>
          <w:color w:val="3F7F5F"/>
          <w:sz w:val="20"/>
          <w:szCs w:val="20"/>
        </w:rPr>
        <w:t xml:space="preserve"> </w:t>
      </w:r>
      <w:r w:rsidR="00DA47F5" w:rsidRPr="00DA47F5">
        <w:rPr>
          <w:rFonts w:ascii="Courier New" w:hAnsi="Courier New" w:cs="Courier New"/>
          <w:color w:val="3F7F5F"/>
          <w:sz w:val="20"/>
          <w:szCs w:val="20"/>
        </w:rPr>
        <w:t>serviced</w:t>
      </w:r>
      <w:r w:rsidR="00DA47F5">
        <w:rPr>
          <w:rFonts w:ascii="Courier New" w:hAnsi="Courier New" w:cs="Courier New"/>
          <w:color w:val="3F7F5F"/>
          <w:sz w:val="20"/>
          <w:szCs w:val="20"/>
        </w:rPr>
        <w:t xml:space="preserve"> and the </w:t>
      </w:r>
      <w:r w:rsidR="00DA47F5" w:rsidRPr="00DA47F5">
        <w:rPr>
          <w:rFonts w:ascii="Courier New" w:hAnsi="Courier New" w:cs="Courier New"/>
          <w:color w:val="3F7F5F"/>
          <w:sz w:val="20"/>
          <w:szCs w:val="20"/>
        </w:rPr>
        <w:t>securityCode</w:t>
      </w:r>
      <w:r w:rsidR="00DA47F5">
        <w:rPr>
          <w:rFonts w:ascii="Courier New" w:hAnsi="Courier New" w:cs="Courier New"/>
          <w:color w:val="3F7F5F"/>
          <w:sz w:val="20"/>
          <w:szCs w:val="20"/>
        </w:rPr>
        <w:t xml:space="preserve"> </w:t>
      </w:r>
      <w:r w:rsidR="00DA47F5" w:rsidRPr="00DA47F5">
        <w:rPr>
          <w:sz w:val="28"/>
          <w:szCs w:val="28"/>
          <w:lang w:val="en-US"/>
        </w:rPr>
        <w:t>which we can get it from login response</w:t>
      </w:r>
      <w:r w:rsidR="00A3195C">
        <w:rPr>
          <w:sz w:val="28"/>
          <w:szCs w:val="28"/>
          <w:lang w:val="en-US"/>
        </w:rPr>
        <w:t>, and then set it to the customize property, we will use it</w:t>
      </w:r>
      <w:r w:rsidR="00C46EDC">
        <w:rPr>
          <w:sz w:val="28"/>
          <w:szCs w:val="28"/>
          <w:lang w:val="en-US"/>
        </w:rPr>
        <w:t xml:space="preserve"> in the UserContext for</w:t>
      </w:r>
      <w:r w:rsidR="00A3195C">
        <w:rPr>
          <w:sz w:val="28"/>
          <w:szCs w:val="28"/>
          <w:lang w:val="en-US"/>
        </w:rPr>
        <w:t xml:space="preserve"> all the other operations</w:t>
      </w:r>
      <w:r w:rsidR="000830F1">
        <w:rPr>
          <w:sz w:val="28"/>
          <w:szCs w:val="28"/>
          <w:lang w:val="en-US"/>
        </w:rPr>
        <w:t>’</w:t>
      </w:r>
      <w:r w:rsidR="00A0543B">
        <w:rPr>
          <w:sz w:val="28"/>
          <w:szCs w:val="28"/>
          <w:lang w:val="en-US"/>
        </w:rPr>
        <w:t xml:space="preserve"> a</w:t>
      </w:r>
      <w:r w:rsidR="00903151">
        <w:rPr>
          <w:sz w:val="28"/>
          <w:szCs w:val="28"/>
          <w:lang w:val="en-US"/>
        </w:rPr>
        <w:t>u</w:t>
      </w:r>
      <w:r w:rsidR="00A0543B">
        <w:rPr>
          <w:sz w:val="28"/>
          <w:szCs w:val="28"/>
          <w:lang w:val="en-US"/>
        </w:rPr>
        <w:t>thentication</w:t>
      </w:r>
      <w:r w:rsidR="00A3195C">
        <w:rPr>
          <w:sz w:val="28"/>
          <w:szCs w:val="28"/>
          <w:lang w:val="en-US"/>
        </w:rPr>
        <w:t>.</w:t>
      </w:r>
      <w:r w:rsidR="00872D74">
        <w:rPr>
          <w:sz w:val="28"/>
          <w:szCs w:val="28"/>
          <w:lang w:val="en-US"/>
        </w:rPr>
        <w:t xml:space="preserve"> Following is the code of generating the token: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>import java.security.MessageDigest;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>import org.apache.commons.codec.binary.Base64;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>import org.apache.commons.lang.StringUtils;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>public class GenerateSecurityHash {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public static final String ENC_UTF8 = "UTF-8";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public static final String ENC_SHA1 = "SHA-1";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public static void main (String[] args) throws Exception {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String code  = hashContextToken(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            "ADF9FEDA27D212EEE3FF67BF457B3C12",       // </w:t>
      </w:r>
      <w:r w:rsidRPr="00D36037">
        <w:rPr>
          <w:rFonts w:ascii="Courier New" w:hAnsi="Courier New" w:cs="Courier New"/>
          <w:color w:val="FF0000"/>
          <w:sz w:val="16"/>
          <w:szCs w:val="16"/>
          <w:lang w:val="en-US"/>
        </w:rPr>
        <w:t>sessionId</w:t>
      </w: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            "CTFUAT001",            // </w:t>
      </w:r>
      <w:r w:rsidRPr="00D36037">
        <w:rPr>
          <w:rFonts w:ascii="Courier New" w:hAnsi="Courier New" w:cs="Courier New"/>
          <w:color w:val="FF0000"/>
          <w:sz w:val="16"/>
          <w:szCs w:val="16"/>
          <w:lang w:val="en-US"/>
        </w:rPr>
        <w:t>userId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            "323522",         // </w:t>
      </w:r>
      <w:r w:rsidRPr="00D36037">
        <w:rPr>
          <w:rFonts w:ascii="Courier New" w:hAnsi="Courier New" w:cs="Courier New"/>
          <w:color w:val="FF0000"/>
          <w:sz w:val="16"/>
          <w:szCs w:val="16"/>
          <w:lang w:val="en-US"/>
        </w:rPr>
        <w:t>serviceId</w:t>
      </w: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            "5f8370f318032e54c75bbf3127c0350b");            // </w:t>
      </w:r>
      <w:r w:rsidRPr="00D36037">
        <w:rPr>
          <w:rFonts w:ascii="Courier New" w:hAnsi="Courier New" w:cs="Courier New"/>
          <w:color w:val="FF0000"/>
          <w:sz w:val="16"/>
          <w:szCs w:val="16"/>
          <w:lang w:val="en-US"/>
        </w:rPr>
        <w:t>securityCode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System.out.println(code);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private static String hashContextToken(String sessionId, String userId, String serviceId, String securityCode) throws Exception {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StringBuffer sb = new StringBuffer();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sb.append("HK");            // country code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sb.append("|").append(sessionId);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sb.append("|").append(userId);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sb.append("|").append(serviceId);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sb.append("|").append(securityCode);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return sha1Base64(sb.toString());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} 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private static String sha1Base64(String clearTxt) throws Exception {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if (StringUtils.isNotEmpty(clearTxt)) {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MessageDigest msgDigest = MessageDigest.getInstance(ENC_SHA1);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byte[] hashedBytes = msgDigest.digest(clearTxt.getBytes(ENC_UTF8));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return new String(Base64.encodeBase64(hashedBytes), ENC_UTF8);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} else {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    return clearTxt;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872D74" w:rsidRP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:rsidR="00872D74" w:rsidRDefault="00872D74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  <w:r w:rsidRPr="00872D74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D36037" w:rsidRPr="00872D74" w:rsidRDefault="00D36037" w:rsidP="00611B7E">
      <w:pPr>
        <w:spacing w:after="0"/>
        <w:rPr>
          <w:rFonts w:ascii="Courier New" w:hAnsi="Courier New" w:cs="Courier New"/>
          <w:sz w:val="16"/>
          <w:szCs w:val="16"/>
          <w:lang w:val="en-US"/>
        </w:rPr>
      </w:pPr>
    </w:p>
    <w:p w:rsidR="00443428" w:rsidRDefault="0060565C">
      <w:pPr>
        <w:rPr>
          <w:sz w:val="28"/>
          <w:szCs w:val="28"/>
          <w:lang w:val="en-US"/>
        </w:rPr>
      </w:pPr>
      <w:r w:rsidRPr="00A84BD1">
        <w:rPr>
          <w:b/>
          <w:sz w:val="28"/>
          <w:szCs w:val="28"/>
          <w:lang w:val="en-US"/>
        </w:rPr>
        <w:t>GetProductSummary</w:t>
      </w:r>
      <w:r>
        <w:rPr>
          <w:sz w:val="28"/>
          <w:szCs w:val="28"/>
          <w:lang w:val="en-US"/>
        </w:rPr>
        <w:t>:</w:t>
      </w:r>
      <w:r w:rsidR="00954042">
        <w:rPr>
          <w:sz w:val="28"/>
          <w:szCs w:val="28"/>
          <w:lang w:val="en-US"/>
        </w:rPr>
        <w:t xml:space="preserve"> </w:t>
      </w:r>
    </w:p>
    <w:p w:rsidR="0082145A" w:rsidRDefault="0095404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steps of creating the ws request for getProductSummary  is the same as the login process above. Then replace the request value with the customize properties, additional, we need </w:t>
      </w:r>
      <w:r w:rsidRPr="009217A2">
        <w:rPr>
          <w:b/>
          <w:sz w:val="28"/>
          <w:szCs w:val="28"/>
          <w:lang w:val="en-US"/>
        </w:rPr>
        <w:t>set the cookie in the http header</w:t>
      </w:r>
      <w:r w:rsidR="008B3691">
        <w:rPr>
          <w:b/>
          <w:sz w:val="28"/>
          <w:szCs w:val="28"/>
          <w:lang w:val="en-US"/>
        </w:rPr>
        <w:t>(it is necessary for all actions except login action)</w:t>
      </w:r>
      <w:r>
        <w:rPr>
          <w:sz w:val="28"/>
          <w:szCs w:val="28"/>
          <w:lang w:val="en-US"/>
        </w:rPr>
        <w:t xml:space="preserve">, </w:t>
      </w:r>
      <w:r w:rsidR="008044E2">
        <w:rPr>
          <w:sz w:val="28"/>
          <w:szCs w:val="28"/>
          <w:lang w:val="en-US"/>
        </w:rPr>
        <w:t xml:space="preserve">and then run this case, </w:t>
      </w:r>
      <w:r>
        <w:rPr>
          <w:sz w:val="28"/>
          <w:szCs w:val="28"/>
          <w:lang w:val="en-US"/>
        </w:rPr>
        <w:t>please see the following picture.</w:t>
      </w:r>
    </w:p>
    <w:p w:rsidR="00C5612F" w:rsidRPr="00873ABA" w:rsidRDefault="0023596D">
      <w:pPr>
        <w:rPr>
          <w:color w:val="4F81BD" w:themeColor="accent1"/>
          <w:sz w:val="28"/>
          <w:szCs w:val="28"/>
          <w:lang w:val="en-US"/>
        </w:rPr>
      </w:pPr>
      <w:r w:rsidRPr="00873ABA">
        <w:rPr>
          <w:color w:val="4F81BD" w:themeColor="accent1"/>
          <w:sz w:val="28"/>
          <w:szCs w:val="28"/>
          <w:lang w:val="en-US"/>
        </w:rPr>
        <w:t>Steps of s</w:t>
      </w:r>
      <w:r w:rsidR="00C5612F" w:rsidRPr="00873ABA">
        <w:rPr>
          <w:color w:val="4F81BD" w:themeColor="accent1"/>
          <w:sz w:val="28"/>
          <w:szCs w:val="28"/>
          <w:lang w:val="en-US"/>
        </w:rPr>
        <w:t>et</w:t>
      </w:r>
      <w:r w:rsidRPr="00873ABA">
        <w:rPr>
          <w:color w:val="4F81BD" w:themeColor="accent1"/>
          <w:sz w:val="28"/>
          <w:szCs w:val="28"/>
          <w:lang w:val="en-US"/>
        </w:rPr>
        <w:t>ting</w:t>
      </w:r>
      <w:r w:rsidR="00C5612F" w:rsidRPr="00873ABA">
        <w:rPr>
          <w:color w:val="4F81BD" w:themeColor="accent1"/>
          <w:sz w:val="28"/>
          <w:szCs w:val="28"/>
          <w:lang w:val="en-US"/>
        </w:rPr>
        <w:t xml:space="preserve"> cookie:</w:t>
      </w:r>
    </w:p>
    <w:p w:rsidR="00DB2EAA" w:rsidRDefault="00DB2E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Please see the inline comments in the following tw</w:t>
      </w:r>
      <w:r w:rsidR="00873ABA">
        <w:rPr>
          <w:sz w:val="28"/>
          <w:szCs w:val="28"/>
          <w:lang w:val="en-US"/>
        </w:rPr>
        <w:t>o pictures for the detail steps, and the key information is figure</w:t>
      </w:r>
      <w:r w:rsidR="00EB170D">
        <w:rPr>
          <w:sz w:val="28"/>
          <w:szCs w:val="28"/>
          <w:lang w:val="en-US"/>
        </w:rPr>
        <w:t>d</w:t>
      </w:r>
      <w:r w:rsidR="00873ABA">
        <w:rPr>
          <w:sz w:val="28"/>
          <w:szCs w:val="28"/>
          <w:lang w:val="en-US"/>
        </w:rPr>
        <w:t xml:space="preserve"> out with </w:t>
      </w:r>
      <w:r w:rsidR="00873ABA" w:rsidRPr="008C3D1A">
        <w:rPr>
          <w:b/>
          <w:color w:val="FF0000"/>
          <w:sz w:val="28"/>
          <w:szCs w:val="28"/>
          <w:lang w:val="en-US"/>
        </w:rPr>
        <w:t>red</w:t>
      </w:r>
      <w:r w:rsidR="00873ABA" w:rsidRPr="008C3D1A">
        <w:rPr>
          <w:color w:val="FF0000"/>
          <w:sz w:val="28"/>
          <w:szCs w:val="28"/>
          <w:lang w:val="en-US"/>
        </w:rPr>
        <w:t xml:space="preserve"> </w:t>
      </w:r>
      <w:r w:rsidR="00873ABA">
        <w:rPr>
          <w:sz w:val="28"/>
          <w:szCs w:val="28"/>
          <w:lang w:val="en-US"/>
        </w:rPr>
        <w:t>block, there is also some detail comments with them.</w:t>
      </w:r>
    </w:p>
    <w:p w:rsidR="009F509D" w:rsidRDefault="009F509D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38750" cy="384810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9D" w:rsidRDefault="009F509D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238750" cy="3810000"/>
            <wp:effectExtent l="1905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9D" w:rsidRDefault="009F509D">
      <w:pPr>
        <w:rPr>
          <w:sz w:val="28"/>
          <w:szCs w:val="28"/>
          <w:lang w:val="en-US"/>
        </w:rPr>
      </w:pPr>
    </w:p>
    <w:p w:rsidR="009F509D" w:rsidRDefault="009F509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Following is the result of this web service call:</w:t>
      </w:r>
    </w:p>
    <w:p w:rsidR="0060565C" w:rsidRPr="00DF2146" w:rsidRDefault="0060565C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476875" cy="397192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DE" w:rsidRDefault="006A49DE">
      <w:pPr>
        <w:rPr>
          <w:lang w:val="en-US"/>
        </w:rPr>
      </w:pPr>
    </w:p>
    <w:p w:rsidR="00A84BD1" w:rsidRDefault="00A84BD1">
      <w:pPr>
        <w:rPr>
          <w:b/>
          <w:sz w:val="28"/>
          <w:szCs w:val="28"/>
          <w:lang w:val="en-US"/>
        </w:rPr>
      </w:pPr>
      <w:r w:rsidRPr="00A84BD1">
        <w:rPr>
          <w:b/>
          <w:sz w:val="28"/>
          <w:szCs w:val="28"/>
          <w:lang w:val="en-US"/>
        </w:rPr>
        <w:t>Third pa</w:t>
      </w:r>
      <w:ins w:id="0" w:author="1410494" w:date="2011-08-06T22:31:00Z">
        <w:r w:rsidR="00B146D9">
          <w:rPr>
            <w:b/>
            <w:sz w:val="28"/>
            <w:szCs w:val="28"/>
            <w:lang w:val="en-US"/>
          </w:rPr>
          <w:t>r</w:t>
        </w:r>
      </w:ins>
      <w:r w:rsidRPr="00A84BD1">
        <w:rPr>
          <w:b/>
          <w:sz w:val="28"/>
          <w:szCs w:val="28"/>
          <w:lang w:val="en-US"/>
        </w:rPr>
        <w:t>ty transfer</w:t>
      </w:r>
    </w:p>
    <w:p w:rsidR="00933E90" w:rsidRPr="0032536B" w:rsidRDefault="00933E90">
      <w:pPr>
        <w:rPr>
          <w:color w:val="4F81BD" w:themeColor="accent1"/>
          <w:sz w:val="28"/>
          <w:szCs w:val="28"/>
          <w:lang w:val="en-US"/>
        </w:rPr>
      </w:pPr>
      <w:r w:rsidRPr="0032536B">
        <w:rPr>
          <w:color w:val="4F81BD" w:themeColor="accent1"/>
          <w:sz w:val="28"/>
          <w:szCs w:val="28"/>
          <w:lang w:val="en-US"/>
        </w:rPr>
        <w:t>initThirdPartyTransfer</w:t>
      </w:r>
    </w:p>
    <w:p w:rsidR="007861D8" w:rsidRPr="007861D8" w:rsidRDefault="007861D8">
      <w:pPr>
        <w:rPr>
          <w:sz w:val="28"/>
          <w:szCs w:val="28"/>
          <w:lang w:val="en-US"/>
        </w:rPr>
      </w:pPr>
      <w:r w:rsidRPr="007861D8">
        <w:rPr>
          <w:sz w:val="28"/>
          <w:szCs w:val="28"/>
          <w:lang w:val="en-US"/>
        </w:rPr>
        <w:t>Construct t</w:t>
      </w:r>
      <w:r w:rsidR="002348C8">
        <w:rPr>
          <w:sz w:val="28"/>
          <w:szCs w:val="28"/>
          <w:lang w:val="en-US"/>
        </w:rPr>
        <w:t>he soap request by httpFox</w:t>
      </w:r>
      <w:ins w:id="1" w:author="1410494" w:date="2011-08-06T22:33:00Z">
        <w:r w:rsidR="00B146D9">
          <w:rPr>
            <w:sz w:val="28"/>
            <w:szCs w:val="28"/>
            <w:lang w:val="en-US"/>
          </w:rPr>
          <w:t>(what</w:t>
        </w:r>
        <w:r w:rsidR="00B146D9">
          <w:rPr>
            <w:sz w:val="28"/>
            <w:szCs w:val="28"/>
            <w:lang w:val="en-US"/>
          </w:rPr>
          <w:t>’</w:t>
        </w:r>
        <w:r w:rsidR="00B146D9">
          <w:rPr>
            <w:sz w:val="28"/>
            <w:szCs w:val="28"/>
            <w:lang w:val="en-US"/>
          </w:rPr>
          <w:t>s this)</w:t>
        </w:r>
      </w:ins>
      <w:r w:rsidR="002348C8">
        <w:rPr>
          <w:sz w:val="28"/>
          <w:szCs w:val="28"/>
          <w:lang w:val="en-US"/>
        </w:rPr>
        <w:t xml:space="preserve">, </w:t>
      </w:r>
      <w:r w:rsidRPr="007861D8">
        <w:rPr>
          <w:sz w:val="28"/>
          <w:szCs w:val="28"/>
          <w:lang w:val="en-US"/>
        </w:rPr>
        <w:t>set the cookie</w:t>
      </w:r>
      <w:r w:rsidR="002348C8">
        <w:rPr>
          <w:sz w:val="28"/>
          <w:szCs w:val="28"/>
          <w:lang w:val="en-US"/>
        </w:rPr>
        <w:t xml:space="preserve"> as </w:t>
      </w:r>
      <w:r w:rsidR="008149D3">
        <w:rPr>
          <w:sz w:val="28"/>
          <w:szCs w:val="28"/>
          <w:lang w:val="en-US"/>
        </w:rPr>
        <w:t xml:space="preserve">the </w:t>
      </w:r>
      <w:r w:rsidR="002348C8">
        <w:rPr>
          <w:sz w:val="28"/>
          <w:szCs w:val="28"/>
          <w:lang w:val="en-US"/>
        </w:rPr>
        <w:t>above steps</w:t>
      </w:r>
      <w:r w:rsidR="00143017">
        <w:rPr>
          <w:sz w:val="28"/>
          <w:szCs w:val="28"/>
          <w:lang w:val="en-US"/>
        </w:rPr>
        <w:t>, and then run the test case.</w:t>
      </w:r>
    </w:p>
    <w:p w:rsidR="00857E3A" w:rsidRDefault="00A84B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397192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D" w:rsidRDefault="001869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Move the transaction token value to the customize property from init response:</w:t>
      </w:r>
    </w:p>
    <w:p w:rsidR="00186923" w:rsidRDefault="00186923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312420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923" w:rsidRDefault="00186923">
      <w:pPr>
        <w:rPr>
          <w:lang w:val="en-US"/>
        </w:rPr>
      </w:pPr>
    </w:p>
    <w:p w:rsidR="0061665E" w:rsidRDefault="0061665E">
      <w:pPr>
        <w:rPr>
          <w:color w:val="4F81BD" w:themeColor="accent1"/>
          <w:sz w:val="28"/>
          <w:szCs w:val="28"/>
          <w:lang w:val="en-US"/>
        </w:rPr>
      </w:pPr>
      <w:r w:rsidRPr="0061665E">
        <w:rPr>
          <w:color w:val="4F81BD" w:themeColor="accent1"/>
          <w:sz w:val="28"/>
          <w:szCs w:val="28"/>
          <w:lang w:val="en-US"/>
        </w:rPr>
        <w:lastRenderedPageBreak/>
        <w:t>acceptThirdPartyTransfer</w:t>
      </w:r>
    </w:p>
    <w:p w:rsidR="004076F5" w:rsidRPr="0061665E" w:rsidRDefault="004076F5">
      <w:pPr>
        <w:rPr>
          <w:color w:val="4F81BD" w:themeColor="accent1"/>
          <w:sz w:val="28"/>
          <w:szCs w:val="28"/>
          <w:lang w:val="en-US"/>
        </w:rPr>
      </w:pPr>
      <w:r w:rsidRPr="007861D8">
        <w:rPr>
          <w:sz w:val="28"/>
          <w:szCs w:val="28"/>
          <w:lang w:val="en-US"/>
        </w:rPr>
        <w:t>Construct t</w:t>
      </w:r>
      <w:r>
        <w:rPr>
          <w:sz w:val="28"/>
          <w:szCs w:val="28"/>
          <w:lang w:val="en-US"/>
        </w:rPr>
        <w:t xml:space="preserve">he soap request by httpFox, </w:t>
      </w:r>
      <w:r w:rsidRPr="007861D8">
        <w:rPr>
          <w:sz w:val="28"/>
          <w:szCs w:val="28"/>
          <w:lang w:val="en-US"/>
        </w:rPr>
        <w:t>set the cookie</w:t>
      </w:r>
      <w:r>
        <w:rPr>
          <w:sz w:val="28"/>
          <w:szCs w:val="28"/>
          <w:lang w:val="en-US"/>
        </w:rPr>
        <w:t xml:space="preserve"> as the above steps, and then run the test case.</w:t>
      </w:r>
    </w:p>
    <w:p w:rsidR="0061665E" w:rsidRDefault="0061665E">
      <w:pPr>
        <w:rPr>
          <w:lang w:val="en-US"/>
        </w:rPr>
      </w:pPr>
      <w:r>
        <w:rPr>
          <w:noProof/>
        </w:rPr>
        <w:drawing>
          <wp:inline distT="0" distB="0" distL="0" distR="0">
            <wp:extent cx="5495925" cy="3419475"/>
            <wp:effectExtent l="19050" t="0" r="9525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77A" w:rsidRPr="00F1177A" w:rsidRDefault="00F117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Move the transaction token value to the customize property from accept response:</w:t>
      </w:r>
    </w:p>
    <w:p w:rsidR="00F1177A" w:rsidRDefault="00F1177A">
      <w:pPr>
        <w:rPr>
          <w:lang w:val="en-US"/>
        </w:rPr>
      </w:pPr>
      <w:r>
        <w:rPr>
          <w:noProof/>
        </w:rPr>
        <w:drawing>
          <wp:inline distT="0" distB="0" distL="0" distR="0">
            <wp:extent cx="5476875" cy="2447925"/>
            <wp:effectExtent l="19050" t="0" r="9525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B4C" w:rsidRDefault="00516B4C">
      <w:pPr>
        <w:rPr>
          <w:lang w:val="en-US"/>
        </w:rPr>
      </w:pPr>
    </w:p>
    <w:p w:rsidR="00516B4C" w:rsidRDefault="0097577A">
      <w:pPr>
        <w:rPr>
          <w:color w:val="4F81BD" w:themeColor="accent1"/>
          <w:sz w:val="28"/>
          <w:szCs w:val="28"/>
          <w:lang w:val="en-US"/>
        </w:rPr>
      </w:pPr>
      <w:r w:rsidRPr="0097577A">
        <w:rPr>
          <w:color w:val="4F81BD" w:themeColor="accent1"/>
          <w:sz w:val="28"/>
          <w:szCs w:val="28"/>
          <w:lang w:val="en-US"/>
        </w:rPr>
        <w:lastRenderedPageBreak/>
        <w:t>confirmThirdPartyTransfer</w:t>
      </w:r>
    </w:p>
    <w:p w:rsidR="00D85601" w:rsidRPr="0061665E" w:rsidRDefault="00D85601" w:rsidP="00D85601">
      <w:pPr>
        <w:rPr>
          <w:color w:val="4F81BD" w:themeColor="accent1"/>
          <w:sz w:val="28"/>
          <w:szCs w:val="28"/>
          <w:lang w:val="en-US"/>
        </w:rPr>
      </w:pPr>
      <w:r w:rsidRPr="007861D8">
        <w:rPr>
          <w:sz w:val="28"/>
          <w:szCs w:val="28"/>
          <w:lang w:val="en-US"/>
        </w:rPr>
        <w:t>Construct t</w:t>
      </w:r>
      <w:r>
        <w:rPr>
          <w:sz w:val="28"/>
          <w:szCs w:val="28"/>
          <w:lang w:val="en-US"/>
        </w:rPr>
        <w:t xml:space="preserve">he soap request by httpFox, </w:t>
      </w:r>
      <w:r w:rsidRPr="007861D8">
        <w:rPr>
          <w:sz w:val="28"/>
          <w:szCs w:val="28"/>
          <w:lang w:val="en-US"/>
        </w:rPr>
        <w:t>set the cookie</w:t>
      </w:r>
      <w:r>
        <w:rPr>
          <w:sz w:val="28"/>
          <w:szCs w:val="28"/>
          <w:lang w:val="en-US"/>
        </w:rPr>
        <w:t xml:space="preserve"> as the above steps, and then run the test case.</w:t>
      </w:r>
    </w:p>
    <w:p w:rsidR="00D85601" w:rsidRDefault="00D4349E">
      <w:pPr>
        <w:rPr>
          <w:lang w:val="en-US"/>
        </w:rPr>
      </w:pPr>
      <w:r>
        <w:rPr>
          <w:noProof/>
        </w:rPr>
        <w:drawing>
          <wp:inline distT="0" distB="0" distL="0" distR="0">
            <wp:extent cx="5486400" cy="350520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E7" w:rsidRDefault="001B1CE7">
      <w:pPr>
        <w:rPr>
          <w:color w:val="4F81BD" w:themeColor="accent1"/>
          <w:sz w:val="28"/>
          <w:szCs w:val="28"/>
          <w:lang w:val="en-US"/>
        </w:rPr>
      </w:pPr>
      <w:r w:rsidRPr="001B1CE7">
        <w:rPr>
          <w:color w:val="4F81BD" w:themeColor="accent1"/>
          <w:sz w:val="28"/>
          <w:szCs w:val="28"/>
          <w:lang w:val="en-US"/>
        </w:rPr>
        <w:t>Another way of transferring parameter between request</w:t>
      </w:r>
      <w:r w:rsidR="00A46815">
        <w:rPr>
          <w:color w:val="4F81BD" w:themeColor="accent1"/>
          <w:sz w:val="28"/>
          <w:szCs w:val="28"/>
          <w:lang w:val="en-US"/>
        </w:rPr>
        <w:t>s</w:t>
      </w:r>
      <w:r w:rsidR="00E61FC8">
        <w:rPr>
          <w:color w:val="4F81BD" w:themeColor="accent1"/>
          <w:sz w:val="28"/>
          <w:szCs w:val="28"/>
          <w:lang w:val="en-US"/>
        </w:rPr>
        <w:t>,</w:t>
      </w:r>
      <w:r w:rsidRPr="001B1CE7">
        <w:rPr>
          <w:color w:val="4F81BD" w:themeColor="accent1"/>
          <w:sz w:val="28"/>
          <w:szCs w:val="28"/>
          <w:lang w:val="en-US"/>
        </w:rPr>
        <w:t xml:space="preserve"> no need set customize property</w:t>
      </w:r>
      <w:r w:rsidR="00D678EF">
        <w:rPr>
          <w:color w:val="4F81BD" w:themeColor="accent1"/>
          <w:sz w:val="28"/>
          <w:szCs w:val="28"/>
          <w:lang w:val="en-US"/>
        </w:rPr>
        <w:t>, following is an example</w:t>
      </w:r>
      <w:r w:rsidRPr="001B1CE7">
        <w:rPr>
          <w:color w:val="4F81BD" w:themeColor="accent1"/>
          <w:sz w:val="28"/>
          <w:szCs w:val="28"/>
          <w:lang w:val="en-US"/>
        </w:rPr>
        <w:t>:</w:t>
      </w:r>
    </w:p>
    <w:p w:rsidR="001B1CE7" w:rsidRPr="00E53BAF" w:rsidRDefault="00DD2FBF" w:rsidP="006A47F2">
      <w:pPr>
        <w:rPr>
          <w:sz w:val="28"/>
          <w:szCs w:val="28"/>
          <w:lang w:val="en-US"/>
        </w:rPr>
      </w:pPr>
      <w:r w:rsidRPr="00E53BAF">
        <w:rPr>
          <w:sz w:val="28"/>
          <w:szCs w:val="28"/>
          <w:lang w:val="en-US"/>
        </w:rPr>
        <w:t xml:space="preserve">The scenario is transfer the transaction token of init </w:t>
      </w:r>
      <w:r w:rsidR="00E53BAF" w:rsidRPr="00E53BAF">
        <w:rPr>
          <w:sz w:val="28"/>
          <w:szCs w:val="28"/>
          <w:lang w:val="en-US"/>
        </w:rPr>
        <w:t xml:space="preserve">response to the accept request. The steps </w:t>
      </w:r>
      <w:del w:id="2" w:author="1410494" w:date="2011-08-06T22:35:00Z">
        <w:r w:rsidR="00E53BAF" w:rsidRPr="00E53BAF" w:rsidDel="00ED1028">
          <w:rPr>
            <w:sz w:val="28"/>
            <w:szCs w:val="28"/>
            <w:lang w:val="en-US"/>
          </w:rPr>
          <w:delText xml:space="preserve">is </w:delText>
        </w:r>
      </w:del>
      <w:ins w:id="3" w:author="1410494" w:date="2011-08-06T22:35:00Z">
        <w:r w:rsidR="00ED1028">
          <w:rPr>
            <w:sz w:val="28"/>
            <w:szCs w:val="28"/>
            <w:lang w:val="en-US"/>
          </w:rPr>
          <w:t>are</w:t>
        </w:r>
        <w:r w:rsidR="00ED1028" w:rsidRPr="00E53BAF">
          <w:rPr>
            <w:sz w:val="28"/>
            <w:szCs w:val="28"/>
            <w:lang w:val="en-US"/>
          </w:rPr>
          <w:t xml:space="preserve"> </w:t>
        </w:r>
      </w:ins>
      <w:r w:rsidR="00E53BAF" w:rsidRPr="00E53BAF">
        <w:rPr>
          <w:sz w:val="28"/>
          <w:szCs w:val="28"/>
          <w:lang w:val="en-US"/>
        </w:rPr>
        <w:t xml:space="preserve">same as the other transfer property, just change the </w:t>
      </w:r>
      <w:r w:rsidR="00E53BAF" w:rsidRPr="00E53BAF">
        <w:rPr>
          <w:b/>
          <w:sz w:val="28"/>
          <w:szCs w:val="28"/>
          <w:lang w:val="en-US"/>
        </w:rPr>
        <w:t>target property</w:t>
      </w:r>
      <w:r w:rsidR="00E53BAF" w:rsidRPr="00E53BAF">
        <w:rPr>
          <w:sz w:val="28"/>
          <w:szCs w:val="28"/>
          <w:lang w:val="en-US"/>
        </w:rPr>
        <w:t>, select the target request and set the XPath where need the response value, following is an example:</w:t>
      </w:r>
    </w:p>
    <w:p w:rsidR="0040037B" w:rsidRPr="001B1CE7" w:rsidRDefault="00E53BAF" w:rsidP="006A47F2">
      <w:pPr>
        <w:rPr>
          <w:color w:val="4F81BD" w:themeColor="accent1"/>
          <w:lang w:val="en-US"/>
        </w:rPr>
      </w:pPr>
      <w:r>
        <w:rPr>
          <w:noProof/>
          <w:color w:val="4F81BD" w:themeColor="accent1"/>
        </w:rPr>
        <w:lastRenderedPageBreak/>
        <w:drawing>
          <wp:inline distT="0" distB="0" distL="0" distR="0">
            <wp:extent cx="5476875" cy="2962275"/>
            <wp:effectExtent l="19050" t="0" r="9525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E7" w:rsidRDefault="001B1CE7">
      <w:pPr>
        <w:rPr>
          <w:lang w:val="en-US"/>
        </w:rPr>
      </w:pPr>
    </w:p>
    <w:p w:rsidR="003D1A9E" w:rsidRPr="003D1A9E" w:rsidRDefault="003D1A9E">
      <w:pPr>
        <w:rPr>
          <w:b/>
          <w:sz w:val="28"/>
          <w:szCs w:val="28"/>
          <w:lang w:val="en-US"/>
        </w:rPr>
      </w:pPr>
      <w:r w:rsidRPr="003D1A9E">
        <w:rPr>
          <w:b/>
          <w:sz w:val="28"/>
          <w:szCs w:val="28"/>
          <w:lang w:val="en-US"/>
        </w:rPr>
        <w:t>Logout</w:t>
      </w:r>
      <w:r w:rsidRPr="003D1A9E">
        <w:rPr>
          <w:sz w:val="28"/>
          <w:szCs w:val="28"/>
          <w:lang w:val="en-US"/>
        </w:rPr>
        <w:t>(it is the same as the above process)</w:t>
      </w:r>
    </w:p>
    <w:p w:rsidR="00D4349E" w:rsidRPr="005A036B" w:rsidRDefault="003D1A9E">
      <w:pPr>
        <w:rPr>
          <w:lang w:val="en-US"/>
        </w:rPr>
      </w:pPr>
      <w:r>
        <w:rPr>
          <w:noProof/>
        </w:rPr>
        <w:drawing>
          <wp:inline distT="0" distB="0" distL="0" distR="0">
            <wp:extent cx="5476875" cy="3009900"/>
            <wp:effectExtent l="19050" t="0" r="9525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349E" w:rsidRPr="005A036B" w:rsidSect="001E3E84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D28E7" w:rsidRDefault="002D28E7" w:rsidP="00A80E1D">
      <w:pPr>
        <w:spacing w:after="0" w:line="240" w:lineRule="auto"/>
      </w:pPr>
      <w:r>
        <w:separator/>
      </w:r>
    </w:p>
  </w:endnote>
  <w:endnote w:type="continuationSeparator" w:id="0">
    <w:p w:rsidR="002D28E7" w:rsidRDefault="002D28E7" w:rsidP="00A80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E1D" w:rsidRDefault="00A80E1D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E1D" w:rsidRDefault="00A80E1D" w:rsidP="00A80E1D">
    <w:pPr>
      <w:pStyle w:val="Footer"/>
      <w:pBdr>
        <w:top w:val="single" w:sz="4" w:space="1" w:color="auto"/>
      </w:pBdr>
      <w:tabs>
        <w:tab w:val="right" w:pos="8280"/>
      </w:tabs>
      <w:rPr>
        <w:rFonts w:ascii="Tahoma" w:hAnsi="Tahoma"/>
      </w:rPr>
    </w:pPr>
    <w:r>
      <w:rPr>
        <w:rFonts w:ascii="Tahoma" w:hAnsi="Tahoma"/>
      </w:rPr>
      <w:t>&lt;&lt;Title&gt;&gt;</w:t>
    </w:r>
    <w:r>
      <w:rPr>
        <w:rFonts w:ascii="Tahoma" w:hAnsi="Tahoma"/>
      </w:rPr>
      <w:tab/>
    </w:r>
    <w:r w:rsidR="003C62D6">
      <w:rPr>
        <w:rStyle w:val="PageNumber"/>
        <w:rFonts w:ascii="Tahoma" w:hAnsi="Tahoma"/>
      </w:rPr>
      <w:fldChar w:fldCharType="begin"/>
    </w:r>
    <w:r>
      <w:rPr>
        <w:rStyle w:val="PageNumber"/>
        <w:rFonts w:ascii="Tahoma" w:hAnsi="Tahoma"/>
      </w:rPr>
      <w:instrText xml:space="preserve"> PAGE </w:instrText>
    </w:r>
    <w:r w:rsidR="003C62D6">
      <w:rPr>
        <w:rStyle w:val="PageNumber"/>
        <w:rFonts w:ascii="Tahoma" w:hAnsi="Tahoma"/>
      </w:rPr>
      <w:fldChar w:fldCharType="separate"/>
    </w:r>
    <w:r w:rsidR="00ED1028">
      <w:rPr>
        <w:rStyle w:val="PageNumber"/>
        <w:rFonts w:ascii="Tahoma" w:hAnsi="Tahoma"/>
        <w:noProof/>
      </w:rPr>
      <w:t>21</w:t>
    </w:r>
    <w:r w:rsidR="003C62D6">
      <w:rPr>
        <w:rStyle w:val="PageNumber"/>
        <w:rFonts w:ascii="Tahoma" w:hAnsi="Tahoma"/>
      </w:rPr>
      <w:fldChar w:fldCharType="end"/>
    </w:r>
    <w:r>
      <w:rPr>
        <w:rStyle w:val="PageNumber"/>
        <w:rFonts w:ascii="Tahoma" w:hAnsi="Tahoma"/>
      </w:rPr>
      <w:t xml:space="preserve"> of </w:t>
    </w:r>
    <w:r w:rsidR="003C62D6">
      <w:rPr>
        <w:rStyle w:val="PageNumber"/>
        <w:rFonts w:ascii="Tahoma" w:hAnsi="Tahoma"/>
      </w:rPr>
      <w:fldChar w:fldCharType="begin"/>
    </w:r>
    <w:r>
      <w:rPr>
        <w:rStyle w:val="PageNumber"/>
        <w:rFonts w:ascii="Tahoma" w:hAnsi="Tahoma"/>
      </w:rPr>
      <w:instrText xml:space="preserve"> NUMPAGES </w:instrText>
    </w:r>
    <w:r w:rsidR="003C62D6">
      <w:rPr>
        <w:rStyle w:val="PageNumber"/>
        <w:rFonts w:ascii="Tahoma" w:hAnsi="Tahoma"/>
      </w:rPr>
      <w:fldChar w:fldCharType="separate"/>
    </w:r>
    <w:r w:rsidR="00ED1028">
      <w:rPr>
        <w:rStyle w:val="PageNumber"/>
        <w:rFonts w:ascii="Tahoma" w:hAnsi="Tahoma"/>
        <w:noProof/>
      </w:rPr>
      <w:t>21</w:t>
    </w:r>
    <w:r w:rsidR="003C62D6">
      <w:rPr>
        <w:rStyle w:val="PageNumber"/>
        <w:rFonts w:ascii="Tahoma" w:hAnsi="Tahoma"/>
      </w:rPr>
      <w:fldChar w:fldCharType="end"/>
    </w:r>
  </w:p>
  <w:p w:rsidR="00A80E1D" w:rsidRDefault="00A80E1D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E1D" w:rsidRDefault="00A80E1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D28E7" w:rsidRDefault="002D28E7" w:rsidP="00A80E1D">
      <w:pPr>
        <w:spacing w:after="0" w:line="240" w:lineRule="auto"/>
      </w:pPr>
      <w:r>
        <w:separator/>
      </w:r>
    </w:p>
  </w:footnote>
  <w:footnote w:type="continuationSeparator" w:id="0">
    <w:p w:rsidR="002D28E7" w:rsidRDefault="002D28E7" w:rsidP="00A80E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E1D" w:rsidRDefault="00A80E1D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E1D" w:rsidRDefault="003C62D6" w:rsidP="00A80E1D">
    <w:pPr>
      <w:pStyle w:val="Header"/>
      <w:tabs>
        <w:tab w:val="right" w:pos="8280"/>
        <w:tab w:val="right" w:pos="9360"/>
      </w:tabs>
    </w:pPr>
    <w:r w:rsidRPr="003C62D6">
      <w:rPr>
        <w:noProof/>
        <w:lang w:val="en-US" w:eastAsia="en-US" w:bidi="th-TH"/>
      </w:rPr>
      <w:pict>
        <v:line id="_x0000_s1025" style="position:absolute;z-index:251661312" from="10.5pt,38pt" to="424.5pt,38pt"/>
      </w:pict>
    </w:r>
    <w:r w:rsidR="00A80E1D">
      <w:rPr>
        <w:noProof/>
      </w:rPr>
      <w:drawing>
        <wp:anchor distT="0" distB="0" distL="114300" distR="114300" simplePos="0" relativeHeight="251660288" behindDoc="0" locked="0" layoutInCell="0" allowOverlap="1">
          <wp:simplePos x="0" y="0"/>
          <wp:positionH relativeFrom="column">
            <wp:posOffset>4166235</wp:posOffset>
          </wp:positionH>
          <wp:positionV relativeFrom="paragraph">
            <wp:posOffset>2540</wp:posOffset>
          </wp:positionV>
          <wp:extent cx="1152525" cy="476250"/>
          <wp:effectExtent l="19050" t="0" r="9525" b="0"/>
          <wp:wrapNone/>
          <wp:docPr id="1" name="Picture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52525" cy="4762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A80E1D">
      <w:tab/>
    </w:r>
    <w:r w:rsidR="00A80E1D">
      <w:tab/>
    </w:r>
    <w:r w:rsidR="00A80E1D">
      <w:tab/>
      <w:t xml:space="preserve">          </w:t>
    </w:r>
    <w:r w:rsidR="00A80E1D">
      <w:tab/>
    </w:r>
    <w:r w:rsidR="00A80E1D">
      <w:tab/>
    </w:r>
    <w:r w:rsidR="00A80E1D">
      <w:tab/>
    </w:r>
  </w:p>
  <w:p w:rsidR="00A80E1D" w:rsidRDefault="00A80E1D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E1D" w:rsidRDefault="00A80E1D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attachedTemplate r:id="rId1"/>
  <w:trackRevisions/>
  <w:defaultTabStop w:val="720"/>
  <w:characterSpacingControl w:val="doNotCompress"/>
  <w:hdrShapeDefaults>
    <o:shapedefaults v:ext="edit" spidmax="1126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814152"/>
    <w:rsid w:val="000830F1"/>
    <w:rsid w:val="000F0E5D"/>
    <w:rsid w:val="00120DD0"/>
    <w:rsid w:val="001358EB"/>
    <w:rsid w:val="00143017"/>
    <w:rsid w:val="0014320B"/>
    <w:rsid w:val="00186923"/>
    <w:rsid w:val="001B1CE7"/>
    <w:rsid w:val="001B4FB3"/>
    <w:rsid w:val="001B7497"/>
    <w:rsid w:val="001E3E84"/>
    <w:rsid w:val="002348C8"/>
    <w:rsid w:val="0023596D"/>
    <w:rsid w:val="002668ED"/>
    <w:rsid w:val="00271009"/>
    <w:rsid w:val="002D28E7"/>
    <w:rsid w:val="002F0F57"/>
    <w:rsid w:val="0032536B"/>
    <w:rsid w:val="003318A9"/>
    <w:rsid w:val="00362FAB"/>
    <w:rsid w:val="003A2433"/>
    <w:rsid w:val="003A4E7E"/>
    <w:rsid w:val="003C62D6"/>
    <w:rsid w:val="003D1A9E"/>
    <w:rsid w:val="0040037B"/>
    <w:rsid w:val="004076F5"/>
    <w:rsid w:val="00443428"/>
    <w:rsid w:val="004A1447"/>
    <w:rsid w:val="00516B4C"/>
    <w:rsid w:val="0056273C"/>
    <w:rsid w:val="005A036B"/>
    <w:rsid w:val="0060565C"/>
    <w:rsid w:val="00611B7E"/>
    <w:rsid w:val="0061665E"/>
    <w:rsid w:val="00646EB7"/>
    <w:rsid w:val="006A47F2"/>
    <w:rsid w:val="006A49DE"/>
    <w:rsid w:val="00742E43"/>
    <w:rsid w:val="00760072"/>
    <w:rsid w:val="007861D8"/>
    <w:rsid w:val="007B348A"/>
    <w:rsid w:val="007B737A"/>
    <w:rsid w:val="008044E2"/>
    <w:rsid w:val="00814152"/>
    <w:rsid w:val="008149D3"/>
    <w:rsid w:val="0082145A"/>
    <w:rsid w:val="00857E3A"/>
    <w:rsid w:val="00872D74"/>
    <w:rsid w:val="00873ABA"/>
    <w:rsid w:val="008B3691"/>
    <w:rsid w:val="008C3D1A"/>
    <w:rsid w:val="00903151"/>
    <w:rsid w:val="00907998"/>
    <w:rsid w:val="00913861"/>
    <w:rsid w:val="009217A2"/>
    <w:rsid w:val="00933E90"/>
    <w:rsid w:val="00954042"/>
    <w:rsid w:val="0097577A"/>
    <w:rsid w:val="009A0126"/>
    <w:rsid w:val="009F2CF2"/>
    <w:rsid w:val="009F509D"/>
    <w:rsid w:val="00A0543B"/>
    <w:rsid w:val="00A07007"/>
    <w:rsid w:val="00A3195C"/>
    <w:rsid w:val="00A4520F"/>
    <w:rsid w:val="00A46815"/>
    <w:rsid w:val="00A80E1D"/>
    <w:rsid w:val="00A84BD1"/>
    <w:rsid w:val="00B146D9"/>
    <w:rsid w:val="00B3512D"/>
    <w:rsid w:val="00B723EC"/>
    <w:rsid w:val="00C46EDC"/>
    <w:rsid w:val="00C5612F"/>
    <w:rsid w:val="00CE5979"/>
    <w:rsid w:val="00CF452F"/>
    <w:rsid w:val="00D36037"/>
    <w:rsid w:val="00D36B8E"/>
    <w:rsid w:val="00D4349E"/>
    <w:rsid w:val="00D678EF"/>
    <w:rsid w:val="00D85601"/>
    <w:rsid w:val="00DA47F5"/>
    <w:rsid w:val="00DB2EAA"/>
    <w:rsid w:val="00DD2FBF"/>
    <w:rsid w:val="00DF2146"/>
    <w:rsid w:val="00DF2D90"/>
    <w:rsid w:val="00E454DC"/>
    <w:rsid w:val="00E53BAF"/>
    <w:rsid w:val="00E61FC8"/>
    <w:rsid w:val="00EB170D"/>
    <w:rsid w:val="00ED1028"/>
    <w:rsid w:val="00EE1B70"/>
    <w:rsid w:val="00F1177A"/>
    <w:rsid w:val="00FA4068"/>
    <w:rsid w:val="00FC30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3E84"/>
  </w:style>
  <w:style w:type="paragraph" w:styleId="Heading1">
    <w:name w:val="heading 1"/>
    <w:basedOn w:val="Normal"/>
    <w:next w:val="Normal"/>
    <w:link w:val="Heading1Char"/>
    <w:uiPriority w:val="9"/>
    <w:qFormat/>
    <w:rsid w:val="001B4FB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A80E1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80E1D"/>
  </w:style>
  <w:style w:type="paragraph" w:styleId="Footer">
    <w:name w:val="footer"/>
    <w:basedOn w:val="Normal"/>
    <w:link w:val="FooterChar"/>
    <w:unhideWhenUsed/>
    <w:rsid w:val="00A80E1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80E1D"/>
  </w:style>
  <w:style w:type="character" w:styleId="PageNumber">
    <w:name w:val="page number"/>
    <w:basedOn w:val="DefaultParagraphFont"/>
    <w:rsid w:val="00A80E1D"/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03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036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A036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B4FB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1386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1386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PlaceholderText">
    <w:name w:val="Placeholder Text"/>
    <w:basedOn w:val="DefaultParagraphFont"/>
    <w:uiPriority w:val="99"/>
    <w:semiHidden/>
    <w:rsid w:val="00A4520F"/>
    <w:rPr>
      <w:color w:val="808080"/>
    </w:rPr>
  </w:style>
  <w:style w:type="character" w:customStyle="1" w:styleId="start-tag">
    <w:name w:val="start-tag"/>
    <w:basedOn w:val="DefaultParagraphFont"/>
    <w:rsid w:val="00933E9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nfs/services/WSSecurityService?wsd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hyperlink" Target="http://localhost:8080/nfs/services/WSPaymentService?wsdl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3.xml"/><Relationship Id="rId5" Type="http://schemas.openxmlformats.org/officeDocument/2006/relationships/styles" Target="styles.xml"/><Relationship Id="rId15" Type="http://schemas.openxmlformats.org/officeDocument/2006/relationships/hyperlink" Target="http://localhost:8080/nfs/services/WSAccountService?wsdl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eader" Target="header1.xml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1382180\Application%20Data\Microsoft\Templates\SCB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792EF58D0BD34BE28B53F819118422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431325-C661-44F6-B091-572F2F733709}"/>
      </w:docPartPr>
      <w:docPartBody>
        <w:p w:rsidR="00B33432" w:rsidRDefault="007752F3">
          <w:r w:rsidRPr="00164B3A">
            <w:rPr>
              <w:rStyle w:val="PlaceholderText"/>
            </w:rPr>
            <w:t>[Comments]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7752F3"/>
    <w:rsid w:val="00071606"/>
    <w:rsid w:val="00305C95"/>
    <w:rsid w:val="007752F3"/>
    <w:rsid w:val="00B334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34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752F3"/>
    <w:rPr>
      <w:color w:val="808080"/>
    </w:rPr>
  </w:style>
  <w:style w:type="paragraph" w:customStyle="1" w:styleId="4626C3BB308D4AB492F42DF9B76F52DB">
    <w:name w:val="4626C3BB308D4AB492F42DF9B76F52DB"/>
    <w:rsid w:val="007752F3"/>
  </w:style>
  <w:style w:type="paragraph" w:customStyle="1" w:styleId="71D73B3254F44622811C9AE791A81913">
    <w:name w:val="71D73B3254F44622811C9AE791A81913"/>
    <w:rsid w:val="007752F3"/>
  </w:style>
  <w:style w:type="paragraph" w:customStyle="1" w:styleId="747317C8612F44999E849AAD63629FD7">
    <w:name w:val="747317C8612F44999E849AAD63629FD7"/>
    <w:rsid w:val="007752F3"/>
  </w:style>
  <w:style w:type="paragraph" w:customStyle="1" w:styleId="8DA037F85BB043378CBD479E59B55CED">
    <w:name w:val="8DA037F85BB043378CBD479E59B55CED"/>
    <w:rsid w:val="007752F3"/>
  </w:style>
  <w:style w:type="paragraph" w:customStyle="1" w:styleId="A52341072F744B9CB40F06D34AB99752">
    <w:name w:val="A52341072F744B9CB40F06D34AB99752"/>
    <w:rsid w:val="007752F3"/>
  </w:style>
  <w:style w:type="paragraph" w:customStyle="1" w:styleId="09A09947D55A4EA9B357C0B1C7DE0140">
    <w:name w:val="09A09947D55A4EA9B357C0B1C7DE0140"/>
    <w:rsid w:val="007752F3"/>
  </w:style>
  <w:style w:type="paragraph" w:customStyle="1" w:styleId="E6F2B8AB08344068885105E6B1489D09">
    <w:name w:val="E6F2B8AB08344068885105E6B1489D09"/>
    <w:rsid w:val="007752F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61309BD4179C4189913F064D2E6B08" ma:contentTypeVersion="0" ma:contentTypeDescription="Create a new document." ma:contentTypeScope="" ma:versionID="25b32ef33312c4ffb5771685c70b4ae0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AC31D2-9648-48F3-8819-42081A5B54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67CBE27-BFD1-4234-AF77-E02C98B62AFE}">
  <ds:schemaRefs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F39EFDA4-60F1-46E2-A493-B8EBC6D79A4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C522FF2-9917-453B-A5C3-B76A123C9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SCB.dotx</Template>
  <TotalTime>493</TotalTime>
  <Pages>21</Pages>
  <Words>811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Standard Chartered Bank</Company>
  <LinksUpToDate>false</LinksUpToDate>
  <CharactersWithSpaces>5424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1382180</dc:creator>
  <cp:keywords/>
  <dc:description>Before add WSDL, please change the section of wsdd configuration file.
    &lt;globalConfiguration&gt;
        &lt;parameter name="axis.disableServiceList" value="false"/&gt;
    &lt;/globalConfiguration&gt;</dc:description>
  <cp:lastModifiedBy>1410494</cp:lastModifiedBy>
  <cp:revision>116</cp:revision>
  <dcterms:created xsi:type="dcterms:W3CDTF">2010-11-09T09:10:00Z</dcterms:created>
  <dcterms:modified xsi:type="dcterms:W3CDTF">2011-08-06T15:08:00Z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0x0101002261309BD4179C4189913F064D2E6B08</vt:lpwstr>
  </property>
</Properties>
</file>